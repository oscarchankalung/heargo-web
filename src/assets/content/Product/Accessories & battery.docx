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D3A4ED" w14:textId="22E767FC" w:rsidR="00D12A74" w:rsidRDefault="00D12A74">
      <w:hyperlink r:id="rId7" w:history="1">
        <w:r w:rsidRPr="00B9728F">
          <w:rPr>
            <w:rStyle w:val="af0"/>
          </w:rPr>
          <w:t>https://drive.google.com/drive/folders/13gDi5F8hrrsHD5sjd29isBzxSnojCOtB?usp=sharing</w:t>
        </w:r>
      </w:hyperlink>
    </w:p>
    <w:p w14:paraId="7379F6E8" w14:textId="77777777" w:rsidR="00D12A74" w:rsidRDefault="00D12A74"/>
    <w:tbl>
      <w:tblPr>
        <w:tblStyle w:val="a3"/>
        <w:tblW w:w="10881" w:type="dxa"/>
        <w:tblLook w:val="04A0" w:firstRow="1" w:lastRow="0" w:firstColumn="1" w:lastColumn="0" w:noHBand="0" w:noVBand="1"/>
      </w:tblPr>
      <w:tblGrid>
        <w:gridCol w:w="4928"/>
        <w:gridCol w:w="5953"/>
      </w:tblGrid>
      <w:tr w:rsidR="004C63D2" w14:paraId="43B942A6" w14:textId="77777777" w:rsidTr="00D12A74">
        <w:tc>
          <w:tcPr>
            <w:tcW w:w="4928" w:type="dxa"/>
          </w:tcPr>
          <w:p w14:paraId="011A1D54" w14:textId="31AB1345" w:rsidR="004C63D2" w:rsidRDefault="004C63D2" w:rsidP="004C63D2">
            <w:r>
              <w:rPr>
                <w:rFonts w:hint="eastAsia"/>
              </w:rPr>
              <w:t>無線掌控一切</w:t>
            </w:r>
          </w:p>
          <w:p w14:paraId="61E3CB7F" w14:textId="0B0F0A6C" w:rsidR="004C63D2" w:rsidRDefault="004C63D2" w:rsidP="004C63D2">
            <w:r>
              <w:rPr>
                <w:rFonts w:hint="eastAsia"/>
              </w:rPr>
              <w:t>配件及手機</w:t>
            </w:r>
            <w:r w:rsidR="00CB4A44">
              <w:rPr>
                <w:rFonts w:hint="eastAsia"/>
              </w:rPr>
              <w:t>應用程式</w:t>
            </w:r>
          </w:p>
        </w:tc>
        <w:tc>
          <w:tcPr>
            <w:tcW w:w="5953" w:type="dxa"/>
          </w:tcPr>
          <w:p w14:paraId="7B02B8E0" w14:textId="77777777" w:rsidR="004C63D2" w:rsidRDefault="004C63D2" w:rsidP="004C63D2">
            <w:r>
              <w:t>Connect and control everything wirelessly</w:t>
            </w:r>
          </w:p>
          <w:p w14:paraId="327B6AB4" w14:textId="5B0F883B" w:rsidR="004C63D2" w:rsidRDefault="004C63D2" w:rsidP="004C63D2">
            <w:r>
              <w:t xml:space="preserve">Accessories and mobile </w:t>
            </w:r>
            <w:r w:rsidR="009C4CEF">
              <w:t>APP</w:t>
            </w:r>
          </w:p>
        </w:tc>
      </w:tr>
      <w:tr w:rsidR="004C63D2" w14:paraId="45154B77" w14:textId="77777777" w:rsidTr="00D12A74">
        <w:tc>
          <w:tcPr>
            <w:tcW w:w="4928" w:type="dxa"/>
          </w:tcPr>
          <w:p w14:paraId="353EAA2E" w14:textId="77777777" w:rsidR="004C63D2" w:rsidRDefault="004C63D2">
            <w:r w:rsidRPr="004C63D2">
              <w:rPr>
                <w:rFonts w:hint="eastAsia"/>
              </w:rPr>
              <w:t>無線配件</w:t>
            </w:r>
          </w:p>
        </w:tc>
        <w:tc>
          <w:tcPr>
            <w:tcW w:w="5953" w:type="dxa"/>
          </w:tcPr>
          <w:p w14:paraId="40137250" w14:textId="7DEA25B5" w:rsidR="004C63D2" w:rsidRDefault="004C63D2" w:rsidP="00C6467A">
            <w:r w:rsidRPr="004C63D2">
              <w:t xml:space="preserve">Wireless </w:t>
            </w:r>
            <w:r w:rsidR="00C6467A">
              <w:t>A</w:t>
            </w:r>
            <w:r w:rsidR="00C6467A" w:rsidRPr="004C63D2">
              <w:t>ccessories</w:t>
            </w:r>
          </w:p>
        </w:tc>
      </w:tr>
      <w:tr w:rsidR="004C63D2" w14:paraId="009836FC" w14:textId="77777777" w:rsidTr="00D12A74">
        <w:tc>
          <w:tcPr>
            <w:tcW w:w="4928" w:type="dxa"/>
          </w:tcPr>
          <w:p w14:paraId="5CFCFD5A" w14:textId="77777777" w:rsidR="004C63D2" w:rsidRDefault="004C63D2" w:rsidP="004C63D2">
            <w:r>
              <w:rPr>
                <w:rFonts w:hint="eastAsia"/>
              </w:rPr>
              <w:t>家居必備</w:t>
            </w:r>
          </w:p>
          <w:p w14:paraId="70905FD3" w14:textId="1AB58EA3" w:rsidR="004C63D2" w:rsidRDefault="004C63D2" w:rsidP="004C63D2">
            <w:r>
              <w:rPr>
                <w:rFonts w:hint="eastAsia"/>
              </w:rPr>
              <w:t>多媒體小盒子</w:t>
            </w:r>
            <w:r w:rsidR="00FD52C8">
              <w:rPr>
                <w:rFonts w:hint="eastAsia"/>
              </w:rPr>
              <w:t>TV Connector</w:t>
            </w:r>
          </w:p>
          <w:p w14:paraId="6DB924B3" w14:textId="77777777" w:rsidR="004C63D2" w:rsidRDefault="004C63D2" w:rsidP="004C63D2"/>
          <w:p w14:paraId="12BA5247" w14:textId="52ABB5AA" w:rsidR="004C63D2" w:rsidRDefault="004C63D2" w:rsidP="00DC6E91">
            <w:r>
              <w:rPr>
                <w:rFonts w:hint="eastAsia"/>
              </w:rPr>
              <w:t>利用串流技術，</w:t>
            </w:r>
            <w:r w:rsidR="001E55CB">
              <w:rPr>
                <w:rFonts w:hint="eastAsia"/>
              </w:rPr>
              <w:t>輕鬆</w:t>
            </w:r>
            <w:r w:rsidR="009C4CEF" w:rsidRPr="009C4CEF">
              <w:rPr>
                <w:rFonts w:hint="eastAsia"/>
              </w:rPr>
              <w:t>將</w:t>
            </w:r>
            <w:r>
              <w:rPr>
                <w:rFonts w:hint="eastAsia"/>
              </w:rPr>
              <w:t>電視</w:t>
            </w:r>
            <w:r w:rsidR="009C4CEF" w:rsidRPr="009C4CEF">
              <w:rPr>
                <w:rFonts w:hint="eastAsia"/>
              </w:rPr>
              <w:t>或</w:t>
            </w:r>
            <w:r>
              <w:rPr>
                <w:rFonts w:hint="eastAsia"/>
              </w:rPr>
              <w:t>其他影音設備</w:t>
            </w:r>
            <w:r w:rsidR="009C4CEF" w:rsidRPr="009C4CEF">
              <w:rPr>
                <w:rFonts w:hint="eastAsia"/>
              </w:rPr>
              <w:t>聲音傳輸至</w:t>
            </w:r>
            <w:r w:rsidR="009C4CEF">
              <w:rPr>
                <w:rFonts w:hint="eastAsia"/>
              </w:rPr>
              <w:t>助聽器，</w:t>
            </w:r>
            <w:r>
              <w:rPr>
                <w:rFonts w:hint="eastAsia"/>
              </w:rPr>
              <w:t>在</w:t>
            </w:r>
            <w:r>
              <w:rPr>
                <w:rFonts w:hint="eastAsia"/>
              </w:rPr>
              <w:t>15</w:t>
            </w:r>
            <w:r w:rsidR="00CB4A44">
              <w:rPr>
                <w:rFonts w:hint="eastAsia"/>
              </w:rPr>
              <w:t>米</w:t>
            </w:r>
            <w:r w:rsidR="00DC6E91">
              <w:rPr>
                <w:rFonts w:hint="eastAsia"/>
                <w:lang w:eastAsia="zh-HK"/>
              </w:rPr>
              <w:t>(</w:t>
            </w:r>
            <w:r w:rsidR="00DC6E91">
              <w:rPr>
                <w:lang w:eastAsia="zh-HK"/>
              </w:rPr>
              <w:t>5</w:t>
            </w:r>
            <w:r w:rsidR="00DC6E91">
              <w:rPr>
                <w:rFonts w:hint="eastAsia"/>
                <w:lang w:eastAsia="zh-HK"/>
              </w:rPr>
              <w:t>0</w:t>
            </w:r>
            <w:r w:rsidR="00DC6E91" w:rsidRPr="00FD52C8">
              <w:rPr>
                <w:rFonts w:hint="eastAsia"/>
                <w:lang w:eastAsia="zh-HK"/>
              </w:rPr>
              <w:t>呎</w:t>
            </w:r>
            <w:r w:rsidR="00DC6E91">
              <w:rPr>
                <w:rFonts w:hint="eastAsia"/>
                <w:lang w:eastAsia="zh-HK"/>
              </w:rPr>
              <w:t>)</w:t>
            </w:r>
            <w:r>
              <w:rPr>
                <w:rFonts w:hint="eastAsia"/>
              </w:rPr>
              <w:t>內享受雙耳聆聽</w:t>
            </w:r>
            <w:r w:rsidR="009C4CEF">
              <w:rPr>
                <w:rFonts w:hint="eastAsia"/>
              </w:rPr>
              <w:t>電視或音樂</w:t>
            </w:r>
            <w:r>
              <w:rPr>
                <w:rFonts w:hint="eastAsia"/>
              </w:rPr>
              <w:t>的</w:t>
            </w:r>
            <w:r w:rsidR="001E55CB">
              <w:rPr>
                <w:rFonts w:hint="eastAsia"/>
              </w:rPr>
              <w:t>樂趣</w:t>
            </w:r>
            <w:r>
              <w:rPr>
                <w:rFonts w:hint="eastAsia"/>
              </w:rPr>
              <w:t>。</w:t>
            </w:r>
          </w:p>
          <w:p w14:paraId="72C1DB63" w14:textId="1F362D72" w:rsidR="00B5451D" w:rsidRDefault="00C6467A" w:rsidP="00DC6E91">
            <w:pPr>
              <w:rPr>
                <w:rFonts w:hint="eastAsia"/>
              </w:rPr>
            </w:pPr>
            <w:r>
              <w:rPr>
                <w:noProof/>
              </w:rPr>
              <w:t xml:space="preserve"> </w:t>
            </w:r>
            <w:r>
              <w:rPr>
                <w:noProof/>
              </w:rPr>
              <w:drawing>
                <wp:inline distT="0" distB="0" distL="0" distR="0" wp14:anchorId="02401201" wp14:editId="55805323">
                  <wp:extent cx="1431078" cy="745352"/>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4108" t="40494" r="32592" b="28672"/>
                          <a:stretch/>
                        </pic:blipFill>
                        <pic:spPr bwMode="auto">
                          <a:xfrm>
                            <a:off x="0" y="0"/>
                            <a:ext cx="1457861" cy="759301"/>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120A689E" w14:textId="20652C20" w:rsidR="004C63D2" w:rsidRDefault="004C63D2" w:rsidP="004C63D2">
            <w:r>
              <w:t xml:space="preserve">Home </w:t>
            </w:r>
            <w:r w:rsidR="009A14CF">
              <w:t>essentials</w:t>
            </w:r>
            <w:r>
              <w:rPr>
                <w:rFonts w:hint="eastAsia"/>
              </w:rPr>
              <w:t xml:space="preserve"> </w:t>
            </w:r>
          </w:p>
          <w:p w14:paraId="345C2E6B" w14:textId="645A9AA5" w:rsidR="004C63D2" w:rsidRDefault="004C63D2" w:rsidP="004C63D2">
            <w:r>
              <w:t xml:space="preserve">TV </w:t>
            </w:r>
            <w:r w:rsidR="00FD52C8">
              <w:t>Connector</w:t>
            </w:r>
          </w:p>
          <w:p w14:paraId="4F6DA17A" w14:textId="77777777" w:rsidR="004C63D2" w:rsidRDefault="004C63D2" w:rsidP="004C63D2"/>
          <w:p w14:paraId="3BD8A0A9" w14:textId="256B8742" w:rsidR="004C63D2" w:rsidRDefault="009C4CEF" w:rsidP="009317BC">
            <w:r>
              <w:rPr>
                <w:lang w:val="en-GB"/>
              </w:rPr>
              <w:t>An easy-to-use device that streams audio signal to all connected hearing aids from TV or other audio sources</w:t>
            </w:r>
            <w:r>
              <w:rPr>
                <w:rFonts w:hint="eastAsia"/>
                <w:lang w:val="en-GB"/>
              </w:rPr>
              <w:t>.</w:t>
            </w:r>
            <w:r w:rsidR="004C63D2">
              <w:t xml:space="preserve"> </w:t>
            </w:r>
            <w:r w:rsidR="003B14DE">
              <w:t xml:space="preserve">Users </w:t>
            </w:r>
            <w:r>
              <w:t xml:space="preserve">can enjoy exceptional binaural hearing experience within </w:t>
            </w:r>
            <w:r w:rsidR="004C63D2">
              <w:t xml:space="preserve">15 meters </w:t>
            </w:r>
            <w:r w:rsidR="00740E5F">
              <w:t>(50 feet)</w:t>
            </w:r>
            <w:r>
              <w:t>.</w:t>
            </w:r>
          </w:p>
        </w:tc>
      </w:tr>
      <w:tr w:rsidR="004C63D2" w14:paraId="6F7B8A83" w14:textId="77777777" w:rsidTr="00D12A74">
        <w:tc>
          <w:tcPr>
            <w:tcW w:w="4928" w:type="dxa"/>
          </w:tcPr>
          <w:p w14:paraId="6A820EE0" w14:textId="2930B449" w:rsidR="004C63D2" w:rsidRDefault="004C63D2" w:rsidP="004C63D2">
            <w:r>
              <w:rPr>
                <w:rFonts w:hint="eastAsia"/>
              </w:rPr>
              <w:t>遙控器</w:t>
            </w:r>
            <w:r w:rsidR="00FD52C8">
              <w:rPr>
                <w:rFonts w:hint="eastAsia"/>
              </w:rPr>
              <w:t>Remote Control</w:t>
            </w:r>
          </w:p>
          <w:p w14:paraId="1A81A376" w14:textId="77777777" w:rsidR="004C63D2" w:rsidRDefault="004C63D2" w:rsidP="004C63D2"/>
          <w:p w14:paraId="3A7F4141" w14:textId="53A2109F" w:rsidR="00B5451D" w:rsidRDefault="004C63D2" w:rsidP="004C63D2">
            <w:r>
              <w:rPr>
                <w:rFonts w:hint="eastAsia"/>
              </w:rPr>
              <w:t>簡單且易於使用。特大</w:t>
            </w:r>
            <w:r w:rsidR="001E55CB">
              <w:rPr>
                <w:rFonts w:hint="eastAsia"/>
              </w:rPr>
              <w:t>按</w:t>
            </w:r>
            <w:r>
              <w:rPr>
                <w:rFonts w:hint="eastAsia"/>
              </w:rPr>
              <w:t>鍵標示清晰，即使手指不靈敏</w:t>
            </w:r>
            <w:r w:rsidR="001E55CB">
              <w:rPr>
                <w:rFonts w:hint="eastAsia"/>
              </w:rPr>
              <w:t>或</w:t>
            </w:r>
            <w:r>
              <w:rPr>
                <w:rFonts w:hint="eastAsia"/>
              </w:rPr>
              <w:t>不慣用手機的用家亦能輕鬆調節音量、切換程式等。</w:t>
            </w:r>
          </w:p>
          <w:p w14:paraId="5D444C99" w14:textId="46B5653E" w:rsidR="00C6467A" w:rsidRDefault="00C6467A" w:rsidP="004C63D2">
            <w:pPr>
              <w:rPr>
                <w:rFonts w:hint="eastAsia"/>
              </w:rPr>
            </w:pPr>
          </w:p>
          <w:p w14:paraId="7A689D03" w14:textId="3926956F" w:rsidR="00C6467A" w:rsidRDefault="00C6467A" w:rsidP="004C63D2">
            <w:pPr>
              <w:rPr>
                <w:rFonts w:hint="eastAsia"/>
              </w:rPr>
            </w:pPr>
            <w:r>
              <w:rPr>
                <w:noProof/>
              </w:rPr>
              <w:drawing>
                <wp:inline distT="0" distB="0" distL="0" distR="0" wp14:anchorId="183F94C6" wp14:editId="4A7652A3">
                  <wp:extent cx="399570" cy="1031977"/>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814" t="14802" r="41726" b="5029"/>
                          <a:stretch/>
                        </pic:blipFill>
                        <pic:spPr bwMode="auto">
                          <a:xfrm>
                            <a:off x="0" y="0"/>
                            <a:ext cx="407502" cy="1052463"/>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1A5C704E" w14:textId="77777777" w:rsidR="004C63D2" w:rsidRDefault="004C63D2" w:rsidP="004C63D2">
            <w:r>
              <w:t>Remote Control</w:t>
            </w:r>
          </w:p>
          <w:p w14:paraId="674D2FAF" w14:textId="77777777" w:rsidR="004C63D2" w:rsidRDefault="004C63D2" w:rsidP="004C63D2"/>
          <w:p w14:paraId="172B3421" w14:textId="07CFE5DB" w:rsidR="004C63D2" w:rsidRDefault="00D12A74" w:rsidP="00B5451D">
            <w:r>
              <w:t>A</w:t>
            </w:r>
            <w:r w:rsidR="009C4CEF">
              <w:t xml:space="preserve"> user-</w:t>
            </w:r>
            <w:r>
              <w:t>friendly</w:t>
            </w:r>
            <w:r w:rsidR="009C4CEF">
              <w:t xml:space="preserve"> accessory with large</w:t>
            </w:r>
            <w:r w:rsidR="003E36F9">
              <w:t xml:space="preserve"> </w:t>
            </w:r>
            <w:r w:rsidR="004C63D2">
              <w:t xml:space="preserve">buttons </w:t>
            </w:r>
            <w:r w:rsidR="009C4CEF">
              <w:t>allowing simple adjustment of the hearing aids’</w:t>
            </w:r>
            <w:r w:rsidR="001926D9">
              <w:t xml:space="preserve"> program</w:t>
            </w:r>
            <w:r w:rsidR="009C4CEF">
              <w:t xml:space="preserve"> and</w:t>
            </w:r>
            <w:r w:rsidR="001926D9">
              <w:t xml:space="preserve"> volume</w:t>
            </w:r>
            <w:r w:rsidR="009C4CEF">
              <w:t xml:space="preserve"> </w:t>
            </w:r>
            <w:r w:rsidR="004C63D2">
              <w:t>at their fingertips</w:t>
            </w:r>
            <w:r w:rsidR="009C4CEF">
              <w:t>. Suitable for users</w:t>
            </w:r>
            <w:r w:rsidR="004C63D2">
              <w:t xml:space="preserve"> </w:t>
            </w:r>
            <w:r w:rsidR="009C4CEF">
              <w:t>without smartphone or with poor dexterity</w:t>
            </w:r>
            <w:r w:rsidR="004C63D2">
              <w:t xml:space="preserve">. </w:t>
            </w:r>
          </w:p>
        </w:tc>
      </w:tr>
      <w:tr w:rsidR="004C63D2" w14:paraId="0DC6C9AB" w14:textId="77777777" w:rsidTr="00D12A74">
        <w:tc>
          <w:tcPr>
            <w:tcW w:w="4928" w:type="dxa"/>
          </w:tcPr>
          <w:p w14:paraId="717DAA17" w14:textId="28F13E09" w:rsidR="004C63D2" w:rsidRDefault="004C63D2" w:rsidP="004C63D2">
            <w:r>
              <w:rPr>
                <w:rFonts w:hint="eastAsia"/>
              </w:rPr>
              <w:t>遠端麥克風</w:t>
            </w:r>
            <w:r w:rsidR="00FD52C8">
              <w:rPr>
                <w:rFonts w:hint="eastAsia"/>
              </w:rPr>
              <w:t>PartnerMic</w:t>
            </w:r>
          </w:p>
          <w:p w14:paraId="7CF320C6" w14:textId="77777777" w:rsidR="004C63D2" w:rsidRDefault="004C63D2" w:rsidP="004C63D2"/>
          <w:p w14:paraId="2065E490" w14:textId="0102D782" w:rsidR="004C63D2" w:rsidRDefault="004C63D2" w:rsidP="00333826">
            <w:r>
              <w:rPr>
                <w:rFonts w:hint="eastAsia"/>
              </w:rPr>
              <w:t>輕易地將</w:t>
            </w:r>
            <w:r w:rsidR="00333826">
              <w:rPr>
                <w:rFonts w:hint="eastAsia"/>
              </w:rPr>
              <w:t>麥克風</w:t>
            </w:r>
            <w:r>
              <w:rPr>
                <w:rFonts w:hint="eastAsia"/>
              </w:rPr>
              <w:t>夾在談話對象的衣領上</w:t>
            </w:r>
            <w:r w:rsidR="009C4CEF">
              <w:rPr>
                <w:rFonts w:hint="eastAsia"/>
              </w:rPr>
              <w:t>，直接無線傳送語音到助聽器，在遙遠或困難的環境中談話效果尤其顯著</w:t>
            </w:r>
            <w:r w:rsidR="00333826">
              <w:rPr>
                <w:rFonts w:hint="eastAsia"/>
              </w:rPr>
              <w:t>。</w:t>
            </w:r>
            <w:r>
              <w:rPr>
                <w:rFonts w:hint="eastAsia"/>
              </w:rPr>
              <w:t>其覆蓋範圍達</w:t>
            </w:r>
            <w:r>
              <w:rPr>
                <w:rFonts w:hint="eastAsia"/>
              </w:rPr>
              <w:t>25</w:t>
            </w:r>
            <w:r w:rsidR="00333826">
              <w:rPr>
                <w:rFonts w:hint="eastAsia"/>
              </w:rPr>
              <w:t>米</w:t>
            </w:r>
            <w:r w:rsidR="00FD52C8">
              <w:rPr>
                <w:rFonts w:hint="eastAsia"/>
                <w:lang w:eastAsia="zh-HK"/>
              </w:rPr>
              <w:t xml:space="preserve"> (80</w:t>
            </w:r>
            <w:r w:rsidR="00FD52C8" w:rsidRPr="00FD52C8">
              <w:rPr>
                <w:rFonts w:hint="eastAsia"/>
                <w:lang w:eastAsia="zh-HK"/>
              </w:rPr>
              <w:t>呎</w:t>
            </w:r>
            <w:r w:rsidR="00FD52C8">
              <w:rPr>
                <w:rFonts w:hint="eastAsia"/>
                <w:lang w:eastAsia="zh-HK"/>
              </w:rPr>
              <w:t>)</w:t>
            </w:r>
          </w:p>
          <w:p w14:paraId="163D45D7" w14:textId="2667F17F" w:rsidR="00C6467A" w:rsidRDefault="00C6467A" w:rsidP="00333826">
            <w:pPr>
              <w:rPr>
                <w:rFonts w:hint="eastAsia"/>
              </w:rPr>
            </w:pPr>
            <w:r>
              <w:rPr>
                <w:noProof/>
              </w:rPr>
              <w:drawing>
                <wp:inline distT="0" distB="0" distL="0" distR="0" wp14:anchorId="7CA86754" wp14:editId="11C30A47">
                  <wp:extent cx="583987" cy="107205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114" t="9661" r="38950" b="12222"/>
                          <a:stretch/>
                        </pic:blipFill>
                        <pic:spPr bwMode="auto">
                          <a:xfrm>
                            <a:off x="0" y="0"/>
                            <a:ext cx="592183" cy="1087098"/>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47AD10F6" w14:textId="77777777" w:rsidR="004C63D2" w:rsidRDefault="004C63D2" w:rsidP="004C63D2">
            <w:r>
              <w:t>PartnerMic</w:t>
            </w:r>
          </w:p>
          <w:p w14:paraId="55708EA0" w14:textId="77777777" w:rsidR="004C63D2" w:rsidRDefault="004C63D2" w:rsidP="004C63D2"/>
          <w:p w14:paraId="5A1C611F" w14:textId="2A9D04B8" w:rsidR="004C63D2" w:rsidRDefault="002E78D6" w:rsidP="00740E5F">
            <w:r>
              <w:t xml:space="preserve">Simply </w:t>
            </w:r>
            <w:r w:rsidR="004C63D2">
              <w:t>attach</w:t>
            </w:r>
            <w:r>
              <w:t xml:space="preserve"> it</w:t>
            </w:r>
            <w:r w:rsidR="004C63D2">
              <w:t xml:space="preserve"> to the clothing of a conversation partner </w:t>
            </w:r>
            <w:r>
              <w:t xml:space="preserve">to allow transmission of speech directly to the hearing aids </w:t>
            </w:r>
            <w:r w:rsidR="004C63D2">
              <w:t xml:space="preserve">up to 25 meters </w:t>
            </w:r>
            <w:r w:rsidR="00740E5F">
              <w:t>(80 feet)</w:t>
            </w:r>
            <w:r w:rsidR="00A17F75">
              <w:t xml:space="preserve"> </w:t>
            </w:r>
            <w:r w:rsidR="004C63D2">
              <w:t xml:space="preserve">away. </w:t>
            </w:r>
            <w:r>
              <w:t>E</w:t>
            </w:r>
            <w:r w:rsidR="004C63D2">
              <w:t>specially</w:t>
            </w:r>
            <w:r>
              <w:t xml:space="preserve"> suitable</w:t>
            </w:r>
            <w:r w:rsidR="004C63D2">
              <w:t xml:space="preserve"> </w:t>
            </w:r>
            <w:r>
              <w:t xml:space="preserve">for </w:t>
            </w:r>
            <w:r w:rsidR="004C63D2">
              <w:t>acoustically challenging situations.</w:t>
            </w:r>
          </w:p>
        </w:tc>
      </w:tr>
      <w:tr w:rsidR="004C63D2" w14:paraId="0B757A43" w14:textId="77777777" w:rsidTr="00D12A74">
        <w:tc>
          <w:tcPr>
            <w:tcW w:w="4928" w:type="dxa"/>
          </w:tcPr>
          <w:p w14:paraId="1E334BB6" w14:textId="5F59074D" w:rsidR="004C63D2" w:rsidRDefault="00FD52C8" w:rsidP="004C63D2">
            <w:r w:rsidRPr="00FD52C8">
              <w:rPr>
                <w:rFonts w:hint="eastAsia"/>
              </w:rPr>
              <w:t>數碼無線傳輸系統</w:t>
            </w:r>
            <w:r w:rsidR="004C63D2">
              <w:t>Roger Select™</w:t>
            </w:r>
            <w:r w:rsidR="002E78D6">
              <w:t xml:space="preserve"> iN</w:t>
            </w:r>
          </w:p>
          <w:p w14:paraId="30EC4D80" w14:textId="77777777" w:rsidR="004C63D2" w:rsidRDefault="004C63D2" w:rsidP="004C63D2"/>
          <w:p w14:paraId="74BF2E4D" w14:textId="170EF8C1" w:rsidR="004C63D2" w:rsidRDefault="004C63D2" w:rsidP="004C63D2">
            <w:r>
              <w:rPr>
                <w:rFonts w:hint="eastAsia"/>
              </w:rPr>
              <w:t>Roger Select</w:t>
            </w:r>
            <w:r>
              <w:rPr>
                <w:rFonts w:hint="eastAsia"/>
              </w:rPr>
              <w:t>™</w:t>
            </w:r>
            <w:r w:rsidR="002E78D6">
              <w:rPr>
                <w:rFonts w:hint="eastAsia"/>
              </w:rPr>
              <w:t xml:space="preserve"> </w:t>
            </w:r>
            <w:r w:rsidR="002E78D6">
              <w:t>iN</w:t>
            </w:r>
            <w:r>
              <w:rPr>
                <w:rFonts w:hint="eastAsia"/>
              </w:rPr>
              <w:t>採用創新</w:t>
            </w:r>
            <w:r>
              <w:rPr>
                <w:rFonts w:hint="eastAsia"/>
              </w:rPr>
              <w:t>MultiBeam</w:t>
            </w:r>
            <w:r>
              <w:rPr>
                <w:rFonts w:hint="eastAsia"/>
              </w:rPr>
              <w:t>科技，在多人對話的環境中，如餐廳、多人聚會等表現尤其出色。只需將無線咪放在桌上或掛在講者的頸上即可收音，讓你輕鬆實時追蹤對話。透過</w:t>
            </w:r>
            <w:r>
              <w:rPr>
                <w:rFonts w:hint="eastAsia"/>
              </w:rPr>
              <w:t>Roger Select</w:t>
            </w:r>
            <w:r>
              <w:rPr>
                <w:rFonts w:hint="eastAsia"/>
              </w:rPr>
              <w:t>™</w:t>
            </w:r>
            <w:r w:rsidR="002E78D6">
              <w:rPr>
                <w:rFonts w:hint="eastAsia"/>
              </w:rPr>
              <w:t xml:space="preserve"> </w:t>
            </w:r>
            <w:r>
              <w:rPr>
                <w:rFonts w:hint="eastAsia"/>
              </w:rPr>
              <w:t>你亦可利用串流功能直接將電視及其他多媒體裝置的聲音轉送至助聽器。</w:t>
            </w:r>
          </w:p>
          <w:p w14:paraId="7465ECCE" w14:textId="5B61E1F0" w:rsidR="00C6467A" w:rsidRDefault="00C6467A" w:rsidP="004C63D2">
            <w:pPr>
              <w:rPr>
                <w:rFonts w:hint="eastAsia"/>
                <w:lang w:eastAsia="zh-HK"/>
              </w:rPr>
            </w:pPr>
            <w:r>
              <w:rPr>
                <w:noProof/>
              </w:rPr>
              <w:drawing>
                <wp:inline distT="0" distB="0" distL="0" distR="0" wp14:anchorId="55258C87" wp14:editId="2A3AD891">
                  <wp:extent cx="1191025" cy="848377"/>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603" t="27136" r="29009" b="20452"/>
                          <a:stretch/>
                        </pic:blipFill>
                        <pic:spPr bwMode="auto">
                          <a:xfrm>
                            <a:off x="0" y="0"/>
                            <a:ext cx="1199732" cy="854579"/>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053A9BB7" w14:textId="101129F7" w:rsidR="004C63D2" w:rsidRDefault="004C63D2" w:rsidP="004C63D2">
            <w:r>
              <w:t>Roger Select™</w:t>
            </w:r>
            <w:r w:rsidR="00FD52C8">
              <w:t xml:space="preserve"> </w:t>
            </w:r>
            <w:r w:rsidR="002E78D6">
              <w:t xml:space="preserve">iN </w:t>
            </w:r>
            <w:r w:rsidR="00FD52C8">
              <w:t>Wireless System</w:t>
            </w:r>
          </w:p>
          <w:p w14:paraId="34747F24" w14:textId="77777777" w:rsidR="004C63D2" w:rsidRDefault="004C63D2" w:rsidP="004C63D2"/>
          <w:p w14:paraId="185EE4A0" w14:textId="42FFBEE9" w:rsidR="004C63D2" w:rsidRDefault="004C63D2">
            <w:r>
              <w:t xml:space="preserve">Roger Select™ </w:t>
            </w:r>
            <w:r w:rsidR="002E78D6">
              <w:t>iN uses</w:t>
            </w:r>
            <w:r>
              <w:t xml:space="preserve"> MultiBeam Technology </w:t>
            </w:r>
            <w:r w:rsidR="002E78D6">
              <w:t xml:space="preserve">to provide </w:t>
            </w:r>
            <w:r>
              <w:t>exceptional speech understanding in group conversations such as in noisy restaurants or family gatherings. Simply place it on the table or hang it around the speaker’s neck to keep yourself at the heart of the conversation. You can also stream TV or other multimedia devices directly to your hearing aids.</w:t>
            </w:r>
          </w:p>
        </w:tc>
      </w:tr>
      <w:tr w:rsidR="004C63D2" w14:paraId="23705FBD" w14:textId="77777777" w:rsidTr="00D12A74">
        <w:tc>
          <w:tcPr>
            <w:tcW w:w="4928" w:type="dxa"/>
          </w:tcPr>
          <w:p w14:paraId="34E00F4B" w14:textId="77777777" w:rsidR="004C63D2" w:rsidRDefault="004C63D2" w:rsidP="004C63D2">
            <w:r w:rsidRPr="004C63D2">
              <w:rPr>
                <w:rFonts w:hint="eastAsia"/>
              </w:rPr>
              <w:t>手機應用程式</w:t>
            </w:r>
          </w:p>
        </w:tc>
        <w:tc>
          <w:tcPr>
            <w:tcW w:w="5953" w:type="dxa"/>
          </w:tcPr>
          <w:p w14:paraId="12B77782" w14:textId="77777777" w:rsidR="004C63D2" w:rsidRDefault="004C63D2" w:rsidP="004C63D2">
            <w:r>
              <w:t>Mobile App</w:t>
            </w:r>
          </w:p>
        </w:tc>
      </w:tr>
      <w:tr w:rsidR="004C63D2" w14:paraId="7F4F9655" w14:textId="77777777" w:rsidTr="00D12A74">
        <w:tc>
          <w:tcPr>
            <w:tcW w:w="4928" w:type="dxa"/>
          </w:tcPr>
          <w:p w14:paraId="2915A144" w14:textId="3DAC93D7" w:rsidR="004C63D2" w:rsidRDefault="00FD52C8" w:rsidP="004C63D2">
            <w:r w:rsidRPr="00FD52C8">
              <w:rPr>
                <w:rFonts w:hint="eastAsia"/>
              </w:rPr>
              <w:t>漢莎通</w:t>
            </w:r>
            <w:r w:rsidRPr="004C63D2">
              <w:rPr>
                <w:rFonts w:hint="eastAsia"/>
              </w:rPr>
              <w:t>串流</w:t>
            </w:r>
            <w:r w:rsidRPr="00FD52C8">
              <w:rPr>
                <w:rFonts w:hint="eastAsia"/>
              </w:rPr>
              <w:t>手機程式</w:t>
            </w:r>
            <w:r w:rsidR="004C63D2" w:rsidRPr="004C63D2">
              <w:rPr>
                <w:rFonts w:hint="eastAsia"/>
              </w:rPr>
              <w:t xml:space="preserve">Stream Remote </w:t>
            </w:r>
            <w:r>
              <w:t>A</w:t>
            </w:r>
            <w:r w:rsidR="004C63D2" w:rsidRPr="004C63D2">
              <w:rPr>
                <w:rFonts w:hint="eastAsia"/>
              </w:rPr>
              <w:t>pp</w:t>
            </w:r>
          </w:p>
          <w:p w14:paraId="3DD86BBF" w14:textId="19320113" w:rsidR="004C63D2" w:rsidRDefault="004C63D2" w:rsidP="004C63D2">
            <w:r>
              <w:t>S</w:t>
            </w:r>
            <w:r w:rsidRPr="004C63D2">
              <w:rPr>
                <w:rFonts w:hint="eastAsia"/>
              </w:rPr>
              <w:t>tream remote</w:t>
            </w:r>
            <w:r w:rsidRPr="004C63D2">
              <w:rPr>
                <w:rFonts w:hint="eastAsia"/>
              </w:rPr>
              <w:t>串流</w:t>
            </w:r>
            <w:r w:rsidRPr="004C63D2">
              <w:rPr>
                <w:rFonts w:hint="eastAsia"/>
              </w:rPr>
              <w:t>App</w:t>
            </w:r>
            <w:r w:rsidRPr="004C63D2">
              <w:rPr>
                <w:rFonts w:hint="eastAsia"/>
              </w:rPr>
              <w:t>的介面設計易於使用，讓用家輕易</w:t>
            </w:r>
            <w:r w:rsidR="002E78D6" w:rsidRPr="002E78D6">
              <w:rPr>
                <w:rFonts w:hint="eastAsia"/>
              </w:rPr>
              <w:t>透過</w:t>
            </w:r>
            <w:r w:rsidRPr="004C63D2">
              <w:rPr>
                <w:rFonts w:hint="eastAsia"/>
              </w:rPr>
              <w:t>手機調節助聽器各種設定，讓你自由作出個人化的效果。</w:t>
            </w:r>
          </w:p>
          <w:p w14:paraId="32AA4126" w14:textId="77777777" w:rsidR="004C63D2" w:rsidRDefault="004C63D2" w:rsidP="004C63D2"/>
          <w:p w14:paraId="0CD38CB3" w14:textId="77777777" w:rsidR="004C63D2" w:rsidRDefault="004C63D2" w:rsidP="004C63D2">
            <w:r>
              <w:rPr>
                <w:rFonts w:hint="eastAsia"/>
              </w:rPr>
              <w:t>下載手機應用程序</w:t>
            </w:r>
          </w:p>
          <w:p w14:paraId="48922293" w14:textId="2E5FF631" w:rsidR="00C6467A" w:rsidRPr="004C63D2" w:rsidRDefault="00A17F75" w:rsidP="004C63D2">
            <w:pPr>
              <w:rPr>
                <w:rFonts w:hint="eastAsia"/>
              </w:rPr>
            </w:pPr>
            <w:r>
              <w:rPr>
                <w:noProof/>
              </w:rPr>
              <w:drawing>
                <wp:inline distT="0" distB="0" distL="0" distR="0" wp14:anchorId="477C28C6" wp14:editId="4AA24CE2">
                  <wp:extent cx="859925" cy="836983"/>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049" t="28375" r="66008" b="49229"/>
                          <a:stretch/>
                        </pic:blipFill>
                        <pic:spPr bwMode="auto">
                          <a:xfrm>
                            <a:off x="0" y="0"/>
                            <a:ext cx="860187" cy="837238"/>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29453E17" w14:textId="77777777" w:rsidR="004C63D2" w:rsidRDefault="00FD52C8" w:rsidP="004C63D2">
            <w:r>
              <w:t xml:space="preserve">HANSATON </w:t>
            </w:r>
            <w:r w:rsidR="004C63D2">
              <w:t>S</w:t>
            </w:r>
            <w:r w:rsidR="004C63D2">
              <w:rPr>
                <w:rFonts w:hint="eastAsia"/>
              </w:rPr>
              <w:t xml:space="preserve">tream Remote </w:t>
            </w:r>
            <w:r w:rsidR="004C63D2">
              <w:rPr>
                <w:rFonts w:hint="eastAsia"/>
                <w:lang w:eastAsia="zh-HK"/>
              </w:rPr>
              <w:t>M</w:t>
            </w:r>
            <w:r w:rsidR="004C63D2">
              <w:rPr>
                <w:lang w:eastAsia="zh-HK"/>
              </w:rPr>
              <w:t xml:space="preserve">obile </w:t>
            </w:r>
            <w:r w:rsidR="004C63D2">
              <w:rPr>
                <w:rFonts w:hint="eastAsia"/>
              </w:rPr>
              <w:t>App</w:t>
            </w:r>
          </w:p>
          <w:p w14:paraId="606BC647" w14:textId="474D252B" w:rsidR="004C63D2" w:rsidRDefault="004C63D2" w:rsidP="004C63D2">
            <w:r>
              <w:t>The stream remote App lets users simply and discreetly control their hearing devices with their smartphones</w:t>
            </w:r>
            <w:r w:rsidR="002E78D6">
              <w:t xml:space="preserve"> to provide a personalized experience</w:t>
            </w:r>
            <w:r>
              <w:t xml:space="preserve">. </w:t>
            </w:r>
          </w:p>
          <w:p w14:paraId="21A28E67" w14:textId="77777777" w:rsidR="004C63D2" w:rsidRDefault="004C63D2" w:rsidP="004C63D2"/>
          <w:p w14:paraId="743DBB83" w14:textId="77777777" w:rsidR="004C63D2" w:rsidRDefault="004C63D2" w:rsidP="004C63D2">
            <w:r w:rsidRPr="004C63D2">
              <w:t xml:space="preserve">Download HANSATON </w:t>
            </w:r>
            <w:r>
              <w:t>S</w:t>
            </w:r>
            <w:r w:rsidRPr="004C63D2">
              <w:t xml:space="preserve">tream </w:t>
            </w:r>
            <w:r>
              <w:t>R</w:t>
            </w:r>
            <w:r w:rsidRPr="004C63D2">
              <w:t>emote App</w:t>
            </w:r>
          </w:p>
        </w:tc>
      </w:tr>
      <w:tr w:rsidR="004C63D2" w14:paraId="6177DE1A" w14:textId="77777777" w:rsidTr="00D12A74">
        <w:tc>
          <w:tcPr>
            <w:tcW w:w="4928" w:type="dxa"/>
          </w:tcPr>
          <w:p w14:paraId="2B4743ED" w14:textId="77777777" w:rsidR="004C63D2" w:rsidRDefault="00FD52C8" w:rsidP="004C63D2">
            <w:r w:rsidRPr="00FD52C8">
              <w:rPr>
                <w:rFonts w:hint="eastAsia"/>
              </w:rPr>
              <w:t>峰力手機程式</w:t>
            </w:r>
            <w:r w:rsidR="004C63D2" w:rsidRPr="004C63D2">
              <w:t>myPhonak App</w:t>
            </w:r>
          </w:p>
          <w:p w14:paraId="6805971D" w14:textId="6A9205D4" w:rsidR="004C63D2" w:rsidRDefault="004C63D2" w:rsidP="004C63D2">
            <w:r w:rsidRPr="004C63D2">
              <w:rPr>
                <w:rFonts w:hint="eastAsia"/>
              </w:rPr>
              <w:t>myPhonak</w:t>
            </w:r>
            <w:r w:rsidRPr="004C63D2">
              <w:rPr>
                <w:rFonts w:hint="eastAsia"/>
              </w:rPr>
              <w:t>手機</w:t>
            </w:r>
            <w:r w:rsidRPr="004C63D2">
              <w:rPr>
                <w:rFonts w:hint="eastAsia"/>
              </w:rPr>
              <w:t>App</w:t>
            </w:r>
            <w:r w:rsidR="002E78D6" w:rsidRPr="002E78D6">
              <w:rPr>
                <w:rFonts w:hint="eastAsia"/>
              </w:rPr>
              <w:t>提供</w:t>
            </w:r>
            <w:r w:rsidRPr="004C63D2">
              <w:rPr>
                <w:rFonts w:hint="eastAsia"/>
              </w:rPr>
              <w:t>遙距支援讓你隨時隨地透過手機</w:t>
            </w:r>
            <w:r w:rsidRPr="004C63D2">
              <w:rPr>
                <w:rFonts w:hint="eastAsia"/>
              </w:rPr>
              <w:t>App</w:t>
            </w:r>
            <w:r w:rsidRPr="004C63D2">
              <w:rPr>
                <w:rFonts w:hint="eastAsia"/>
              </w:rPr>
              <w:t>與你的聽力專家視像通話</w:t>
            </w:r>
            <w:r w:rsidR="002E78D6" w:rsidRPr="002E78D6">
              <w:rPr>
                <w:rFonts w:hint="eastAsia"/>
              </w:rPr>
              <w:t>並</w:t>
            </w:r>
            <w:r w:rsidRPr="004C63D2">
              <w:rPr>
                <w:rFonts w:hint="eastAsia"/>
              </w:rPr>
              <w:t>即時調節你的助聽器。</w:t>
            </w:r>
            <w:r w:rsidR="002E78D6" w:rsidRPr="002E78D6">
              <w:rPr>
                <w:rFonts w:hint="eastAsia"/>
              </w:rPr>
              <w:t>也可用作遙控</w:t>
            </w:r>
            <w:r w:rsidR="002E78D6" w:rsidRPr="004C63D2">
              <w:rPr>
                <w:rFonts w:hint="eastAsia"/>
              </w:rPr>
              <w:t>，輕易</w:t>
            </w:r>
            <w:r w:rsidR="002E78D6" w:rsidRPr="002E78D6">
              <w:rPr>
                <w:rFonts w:hint="eastAsia"/>
              </w:rPr>
              <w:t>透過</w:t>
            </w:r>
            <w:r w:rsidR="002E78D6" w:rsidRPr="004C63D2">
              <w:rPr>
                <w:rFonts w:hint="eastAsia"/>
              </w:rPr>
              <w:t>手機調節助聽器各種設定。</w:t>
            </w:r>
          </w:p>
          <w:p w14:paraId="39832055" w14:textId="77777777" w:rsidR="004C63D2" w:rsidRDefault="004C63D2" w:rsidP="004C63D2"/>
          <w:p w14:paraId="4F6C4D0C" w14:textId="77777777" w:rsidR="004C63D2" w:rsidRDefault="004C63D2" w:rsidP="004C63D2">
            <w:r>
              <w:rPr>
                <w:rFonts w:hint="eastAsia"/>
              </w:rPr>
              <w:t>下載手機應用程序</w:t>
            </w:r>
          </w:p>
          <w:p w14:paraId="767C2CD3" w14:textId="1DF7ED9E" w:rsidR="00A17F75" w:rsidRPr="004C63D2" w:rsidRDefault="00A17F75" w:rsidP="004C63D2">
            <w:pPr>
              <w:rPr>
                <w:rFonts w:hint="eastAsia"/>
              </w:rPr>
            </w:pPr>
            <w:r>
              <w:rPr>
                <w:noProof/>
              </w:rPr>
              <w:drawing>
                <wp:inline distT="0" distB="0" distL="0" distR="0" wp14:anchorId="4B637F1E" wp14:editId="31294DB7">
                  <wp:extent cx="814508" cy="868296"/>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621" t="28161" r="66122" b="48611"/>
                          <a:stretch/>
                        </pic:blipFill>
                        <pic:spPr bwMode="auto">
                          <a:xfrm>
                            <a:off x="0" y="0"/>
                            <a:ext cx="814543" cy="868334"/>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14D09397" w14:textId="77777777" w:rsidR="004C63D2" w:rsidRDefault="004C63D2" w:rsidP="004C63D2">
            <w:r>
              <w:t>myPhonak App</w:t>
            </w:r>
          </w:p>
          <w:p w14:paraId="20BAC1ED" w14:textId="0FA8BAB1" w:rsidR="004C63D2" w:rsidRDefault="004C63D2" w:rsidP="004C63D2">
            <w:r>
              <w:t xml:space="preserve">myPhonak App </w:t>
            </w:r>
            <w:r w:rsidR="001A2697">
              <w:t>includes remote support service, allowing you to video call</w:t>
            </w:r>
            <w:r>
              <w:t xml:space="preserve"> your hearing care professional and enjoy real-time hearing aids adjustment over the distance.</w:t>
            </w:r>
          </w:p>
          <w:p w14:paraId="37AE722C" w14:textId="77777777" w:rsidR="004C63D2" w:rsidRDefault="004C63D2" w:rsidP="004C63D2"/>
          <w:p w14:paraId="3A5EC9FE" w14:textId="77777777" w:rsidR="004C63D2" w:rsidRPr="004C63D2" w:rsidRDefault="004C63D2" w:rsidP="004C63D2">
            <w:r w:rsidRPr="004C63D2">
              <w:t>Download PHONAK myPhonak App</w:t>
            </w:r>
          </w:p>
        </w:tc>
      </w:tr>
    </w:tbl>
    <w:p w14:paraId="4E907A90" w14:textId="77777777" w:rsidR="00AE79FA" w:rsidRDefault="00AE79FA"/>
    <w:tbl>
      <w:tblPr>
        <w:tblStyle w:val="a3"/>
        <w:tblW w:w="10881" w:type="dxa"/>
        <w:tblLook w:val="04A0" w:firstRow="1" w:lastRow="0" w:firstColumn="1" w:lastColumn="0" w:noHBand="0" w:noVBand="1"/>
      </w:tblPr>
      <w:tblGrid>
        <w:gridCol w:w="4928"/>
        <w:gridCol w:w="5953"/>
      </w:tblGrid>
      <w:tr w:rsidR="004C63D2" w14:paraId="002A683F" w14:textId="77777777" w:rsidTr="00D12A74">
        <w:tc>
          <w:tcPr>
            <w:tcW w:w="4928" w:type="dxa"/>
          </w:tcPr>
          <w:p w14:paraId="748F7123" w14:textId="208D7F36" w:rsidR="004C63D2" w:rsidRDefault="00B5451D" w:rsidP="004C63D2">
            <w:r>
              <w:rPr>
                <w:rFonts w:ascii="Arial" w:hAnsi="Arial" w:cs="Arial"/>
                <w:color w:val="000000"/>
                <w:sz w:val="20"/>
                <w:szCs w:val="20"/>
                <w:shd w:val="clear" w:color="auto" w:fill="FFFFFF"/>
              </w:rPr>
              <w:t>做好清潔保養，延長助聽器壽</w:t>
            </w:r>
            <w:r>
              <w:rPr>
                <w:rFonts w:ascii="新細明體" w:eastAsia="新細明體" w:hAnsi="新細明體" w:cs="新細明體" w:hint="eastAsia"/>
                <w:color w:val="000000"/>
                <w:sz w:val="20"/>
                <w:szCs w:val="20"/>
                <w:shd w:val="clear" w:color="auto" w:fill="FFFFFF"/>
              </w:rPr>
              <w:t>命</w:t>
            </w:r>
          </w:p>
          <w:p w14:paraId="3DF4379D" w14:textId="77777777" w:rsidR="004C63D2" w:rsidRDefault="004C63D2" w:rsidP="004C63D2">
            <w:r>
              <w:rPr>
                <w:rFonts w:hint="eastAsia"/>
              </w:rPr>
              <w:t>電池及清潔保養產品</w:t>
            </w:r>
          </w:p>
          <w:p w14:paraId="5D064B17" w14:textId="77777777" w:rsidR="004C63D2" w:rsidRDefault="004C63D2" w:rsidP="004C63D2"/>
        </w:tc>
        <w:tc>
          <w:tcPr>
            <w:tcW w:w="5953" w:type="dxa"/>
          </w:tcPr>
          <w:p w14:paraId="78F47B28" w14:textId="0DDC9CAD" w:rsidR="00B5451D" w:rsidRDefault="00B5451D">
            <w:pPr>
              <w:rPr>
                <w:lang w:eastAsia="zh-HK"/>
              </w:rPr>
            </w:pPr>
            <w:r>
              <w:rPr>
                <w:rFonts w:ascii="Arial" w:hAnsi="Arial" w:cs="Arial"/>
                <w:b/>
                <w:bCs/>
                <w:color w:val="000000"/>
                <w:sz w:val="20"/>
                <w:szCs w:val="20"/>
                <w:shd w:val="clear" w:color="auto" w:fill="FFFFFF"/>
              </w:rPr>
              <w:t>Looking after your hearing aids. Good maintenance goes a long way</w:t>
            </w:r>
            <w:r>
              <w:rPr>
                <w:rFonts w:hint="eastAsia"/>
                <w:lang w:eastAsia="zh-HK"/>
              </w:rPr>
              <w:t xml:space="preserve"> </w:t>
            </w:r>
          </w:p>
          <w:p w14:paraId="557B8F04" w14:textId="5625B66D" w:rsidR="004C63D2" w:rsidRDefault="00FD52C8">
            <w:pPr>
              <w:rPr>
                <w:lang w:eastAsia="zh-HK"/>
              </w:rPr>
            </w:pPr>
            <w:r>
              <w:rPr>
                <w:rFonts w:hint="eastAsia"/>
                <w:lang w:eastAsia="zh-HK"/>
              </w:rPr>
              <w:t>Battery &amp; Cleaning Maintenance Accessories</w:t>
            </w:r>
          </w:p>
        </w:tc>
      </w:tr>
      <w:tr w:rsidR="004C63D2" w14:paraId="777AA58F" w14:textId="77777777" w:rsidTr="00D12A74">
        <w:tc>
          <w:tcPr>
            <w:tcW w:w="4928" w:type="dxa"/>
            <w:shd w:val="clear" w:color="auto" w:fill="FBE4D5" w:themeFill="accent2" w:themeFillTint="33"/>
          </w:tcPr>
          <w:p w14:paraId="75EDD98D" w14:textId="77777777" w:rsidR="004C63D2" w:rsidRDefault="004C63D2" w:rsidP="004C63D2">
            <w:r>
              <w:rPr>
                <w:rFonts w:hint="eastAsia"/>
              </w:rPr>
              <w:t>電池</w:t>
            </w:r>
          </w:p>
          <w:p w14:paraId="40BFFDEB" w14:textId="77777777" w:rsidR="004C63D2" w:rsidRDefault="004C63D2" w:rsidP="004C63D2">
            <w:pPr>
              <w:rPr>
                <w:rFonts w:hint="eastAsia"/>
              </w:rPr>
            </w:pPr>
          </w:p>
        </w:tc>
        <w:tc>
          <w:tcPr>
            <w:tcW w:w="5953" w:type="dxa"/>
            <w:shd w:val="clear" w:color="auto" w:fill="FBE4D5" w:themeFill="accent2" w:themeFillTint="33"/>
          </w:tcPr>
          <w:p w14:paraId="207D06CD" w14:textId="77777777" w:rsidR="004C63D2" w:rsidRDefault="00FD52C8">
            <w:pPr>
              <w:rPr>
                <w:lang w:eastAsia="zh-HK"/>
              </w:rPr>
            </w:pPr>
            <w:r>
              <w:rPr>
                <w:rFonts w:hint="eastAsia"/>
                <w:lang w:eastAsia="zh-HK"/>
              </w:rPr>
              <w:t>Battery</w:t>
            </w:r>
          </w:p>
        </w:tc>
      </w:tr>
      <w:tr w:rsidR="004C63D2" w14:paraId="3D0B90FE" w14:textId="77777777" w:rsidTr="00D12A74">
        <w:tc>
          <w:tcPr>
            <w:tcW w:w="4928" w:type="dxa"/>
          </w:tcPr>
          <w:p w14:paraId="372E5CE8" w14:textId="77777777" w:rsidR="004C63D2" w:rsidRDefault="004C63D2" w:rsidP="004C63D2">
            <w:r>
              <w:rPr>
                <w:rFonts w:hint="eastAsia"/>
              </w:rPr>
              <w:t>助聽器電池</w:t>
            </w:r>
          </w:p>
          <w:p w14:paraId="08AEF0CC" w14:textId="77777777" w:rsidR="004C63D2" w:rsidRDefault="004C63D2" w:rsidP="004C63D2"/>
          <w:p w14:paraId="3A5884A5" w14:textId="77777777" w:rsidR="004C63D2" w:rsidRDefault="004C63D2" w:rsidP="004C63D2">
            <w:r>
              <w:rPr>
                <w:rFonts w:hint="eastAsia"/>
              </w:rPr>
              <w:t>一排六粒</w:t>
            </w:r>
          </w:p>
          <w:p w14:paraId="324BC1AC" w14:textId="40DDB8E1" w:rsidR="004C63D2" w:rsidRDefault="004C63D2" w:rsidP="004C63D2">
            <w:pPr>
              <w:rPr>
                <w:rFonts w:hint="eastAsia"/>
              </w:rPr>
            </w:pPr>
            <w:r>
              <w:rPr>
                <w:rFonts w:hint="eastAsia"/>
              </w:rPr>
              <w:t>不同</w:t>
            </w:r>
            <w:r w:rsidR="001A2697" w:rsidRPr="001A2697">
              <w:rPr>
                <w:rFonts w:hint="eastAsia"/>
              </w:rPr>
              <w:t>大細</w:t>
            </w:r>
            <w:r>
              <w:rPr>
                <w:rFonts w:hint="eastAsia"/>
              </w:rPr>
              <w:t>配合不同助聽器</w:t>
            </w:r>
            <w:r w:rsidR="001A2697" w:rsidRPr="001A2697">
              <w:rPr>
                <w:rFonts w:hint="eastAsia"/>
              </w:rPr>
              <w:t>型號</w:t>
            </w:r>
            <w:r w:rsidR="00A17F75" w:rsidRPr="00A17F75">
              <w:rPr>
                <w:noProof/>
              </w:rPr>
              <w:drawing>
                <wp:inline distT="0" distB="0" distL="0" distR="0" wp14:anchorId="4D89387C" wp14:editId="11C20753">
                  <wp:extent cx="2363157" cy="1106500"/>
                  <wp:effectExtent l="0" t="0" r="0" b="0"/>
                  <wp:docPr id="11" name="圖片 11" descr="T:\Marketing\Charmaine\圖\POWER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Marketing\Charmaine\圖\POWERONE.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72070" cy="1110673"/>
                          </a:xfrm>
                          <a:prstGeom prst="rect">
                            <a:avLst/>
                          </a:prstGeom>
                          <a:noFill/>
                          <a:ln>
                            <a:noFill/>
                          </a:ln>
                        </pic:spPr>
                      </pic:pic>
                    </a:graphicData>
                  </a:graphic>
                </wp:inline>
              </w:drawing>
            </w:r>
          </w:p>
        </w:tc>
        <w:tc>
          <w:tcPr>
            <w:tcW w:w="5953" w:type="dxa"/>
          </w:tcPr>
          <w:p w14:paraId="1F51B070" w14:textId="77777777" w:rsidR="004C63D2" w:rsidRDefault="00FD52C8">
            <w:pPr>
              <w:rPr>
                <w:lang w:eastAsia="zh-HK"/>
              </w:rPr>
            </w:pPr>
            <w:r>
              <w:rPr>
                <w:rFonts w:hint="eastAsia"/>
                <w:lang w:eastAsia="zh-HK"/>
              </w:rPr>
              <w:t>Hearing Aid Battery</w:t>
            </w:r>
          </w:p>
          <w:p w14:paraId="1BEA8112" w14:textId="77777777" w:rsidR="00FD52C8" w:rsidRDefault="00FD52C8">
            <w:pPr>
              <w:rPr>
                <w:lang w:eastAsia="zh-HK"/>
              </w:rPr>
            </w:pPr>
          </w:p>
          <w:p w14:paraId="0E6654DA" w14:textId="77777777" w:rsidR="00FD52C8" w:rsidRDefault="00FD52C8">
            <w:pPr>
              <w:rPr>
                <w:lang w:eastAsia="zh-HK"/>
              </w:rPr>
            </w:pPr>
            <w:r>
              <w:rPr>
                <w:lang w:eastAsia="zh-HK"/>
              </w:rPr>
              <w:t>6 pieces per pack</w:t>
            </w:r>
          </w:p>
          <w:p w14:paraId="06D1E359" w14:textId="6A77940B" w:rsidR="00FD52C8" w:rsidRDefault="00FD52C8" w:rsidP="00FD52C8">
            <w:pPr>
              <w:rPr>
                <w:lang w:eastAsia="zh-HK"/>
              </w:rPr>
            </w:pPr>
            <w:r>
              <w:rPr>
                <w:lang w:eastAsia="zh-HK"/>
              </w:rPr>
              <w:t>Different size</w:t>
            </w:r>
            <w:r w:rsidR="00CF33DB">
              <w:rPr>
                <w:lang w:eastAsia="zh-HK"/>
              </w:rPr>
              <w:t>s</w:t>
            </w:r>
            <w:r>
              <w:rPr>
                <w:lang w:eastAsia="zh-HK"/>
              </w:rPr>
              <w:t xml:space="preserve">suitable for different </w:t>
            </w:r>
            <w:r w:rsidR="001A2697">
              <w:rPr>
                <w:lang w:eastAsia="zh-HK"/>
              </w:rPr>
              <w:t>hearing aid models</w:t>
            </w:r>
          </w:p>
        </w:tc>
      </w:tr>
      <w:tr w:rsidR="004C63D2" w14:paraId="253AA7EB" w14:textId="77777777" w:rsidTr="00D12A74">
        <w:tc>
          <w:tcPr>
            <w:tcW w:w="4928" w:type="dxa"/>
          </w:tcPr>
          <w:p w14:paraId="7FC63AEF" w14:textId="77777777" w:rsidR="004C63D2" w:rsidRDefault="004C63D2" w:rsidP="004C63D2">
            <w:r>
              <w:rPr>
                <w:rFonts w:hint="eastAsia"/>
              </w:rPr>
              <w:t>助聽器電池測電器</w:t>
            </w:r>
          </w:p>
          <w:p w14:paraId="72CFDAC8" w14:textId="77777777" w:rsidR="004C63D2" w:rsidRDefault="004C63D2" w:rsidP="004C63D2"/>
          <w:p w14:paraId="117E2D6B" w14:textId="1BB39212" w:rsidR="004C63D2" w:rsidRDefault="004C63D2" w:rsidP="004C63D2">
            <w:pPr>
              <w:rPr>
                <w:rFonts w:hint="eastAsia"/>
              </w:rPr>
            </w:pPr>
            <w:r>
              <w:rPr>
                <w:rFonts w:hint="eastAsia"/>
              </w:rPr>
              <w:t>測度</w:t>
            </w:r>
            <w:r w:rsidR="001A2697">
              <w:rPr>
                <w:rFonts w:hint="eastAsia"/>
              </w:rPr>
              <w:t>助聽器電池</w:t>
            </w:r>
            <w:r>
              <w:rPr>
                <w:rFonts w:hint="eastAsia"/>
              </w:rPr>
              <w:t>電量</w:t>
            </w:r>
          </w:p>
          <w:p w14:paraId="18A45858" w14:textId="23C6A12B" w:rsidR="00A17F75" w:rsidRDefault="004C797D" w:rsidP="004C63D2">
            <w:pPr>
              <w:rPr>
                <w:rFonts w:hint="eastAsia"/>
              </w:rPr>
            </w:pPr>
            <w:r>
              <w:rPr>
                <w:noProof/>
              </w:rPr>
              <w:drawing>
                <wp:inline distT="0" distB="0" distL="0" distR="0" wp14:anchorId="1621B222" wp14:editId="76611B37">
                  <wp:extent cx="845244" cy="761702"/>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8964" t="33094" r="41146" b="35039"/>
                          <a:stretch/>
                        </pic:blipFill>
                        <pic:spPr bwMode="auto">
                          <a:xfrm>
                            <a:off x="0" y="0"/>
                            <a:ext cx="849387" cy="765436"/>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38A7206C" w14:textId="77777777" w:rsidR="004C63D2" w:rsidRDefault="00FD52C8">
            <w:pPr>
              <w:rPr>
                <w:lang w:eastAsia="zh-HK"/>
              </w:rPr>
            </w:pPr>
            <w:r>
              <w:rPr>
                <w:rFonts w:hint="eastAsia"/>
                <w:lang w:eastAsia="zh-HK"/>
              </w:rPr>
              <w:t>Hearing Aid Battery Tester</w:t>
            </w:r>
          </w:p>
          <w:p w14:paraId="015FB45D" w14:textId="77777777" w:rsidR="001A2697" w:rsidRDefault="001A2697">
            <w:pPr>
              <w:rPr>
                <w:lang w:eastAsia="zh-HK"/>
              </w:rPr>
            </w:pPr>
          </w:p>
          <w:p w14:paraId="73DDF631" w14:textId="4F1AC63C" w:rsidR="001A2697" w:rsidRDefault="001A2697">
            <w:pPr>
              <w:rPr>
                <w:lang w:eastAsia="zh-HK"/>
              </w:rPr>
            </w:pPr>
            <w:r>
              <w:rPr>
                <w:rFonts w:hint="eastAsia"/>
                <w:lang w:eastAsia="zh-HK"/>
              </w:rPr>
              <w:t>F</w:t>
            </w:r>
            <w:r>
              <w:rPr>
                <w:lang w:eastAsia="zh-HK"/>
              </w:rPr>
              <w:t>or testing hearing aid battery’s remaining battery life</w:t>
            </w:r>
          </w:p>
        </w:tc>
      </w:tr>
      <w:tr w:rsidR="004C63D2" w14:paraId="224B7359" w14:textId="77777777" w:rsidTr="00D12A74">
        <w:tc>
          <w:tcPr>
            <w:tcW w:w="4928" w:type="dxa"/>
            <w:shd w:val="clear" w:color="auto" w:fill="FBE4D5" w:themeFill="accent2" w:themeFillTint="33"/>
          </w:tcPr>
          <w:p w14:paraId="5648AE6C" w14:textId="77777777" w:rsidR="004C63D2" w:rsidRDefault="004C63D2" w:rsidP="004C63D2">
            <w:r>
              <w:rPr>
                <w:rFonts w:hint="eastAsia"/>
              </w:rPr>
              <w:t>清潔保養產品</w:t>
            </w:r>
          </w:p>
          <w:p w14:paraId="3D584D16" w14:textId="77777777" w:rsidR="004C63D2" w:rsidRDefault="004C63D2"/>
        </w:tc>
        <w:tc>
          <w:tcPr>
            <w:tcW w:w="5953" w:type="dxa"/>
            <w:shd w:val="clear" w:color="auto" w:fill="FBE4D5" w:themeFill="accent2" w:themeFillTint="33"/>
          </w:tcPr>
          <w:p w14:paraId="7F921563" w14:textId="52F78119" w:rsidR="004C63D2" w:rsidRDefault="00FD52C8">
            <w:pPr>
              <w:rPr>
                <w:lang w:eastAsia="zh-HK"/>
              </w:rPr>
            </w:pPr>
            <w:r>
              <w:rPr>
                <w:rFonts w:hint="eastAsia"/>
                <w:lang w:eastAsia="zh-HK"/>
              </w:rPr>
              <w:t>Clean</w:t>
            </w:r>
            <w:r w:rsidR="00CC1C8E">
              <w:rPr>
                <w:lang w:eastAsia="zh-HK"/>
              </w:rPr>
              <w:t>ing</w:t>
            </w:r>
            <w:r>
              <w:rPr>
                <w:rFonts w:hint="eastAsia"/>
                <w:lang w:eastAsia="zh-HK"/>
              </w:rPr>
              <w:t xml:space="preserve"> &amp;</w:t>
            </w:r>
            <w:r w:rsidR="001A2697">
              <w:rPr>
                <w:lang w:eastAsia="zh-HK"/>
              </w:rPr>
              <w:t xml:space="preserve"> </w:t>
            </w:r>
            <w:r>
              <w:rPr>
                <w:lang w:eastAsia="zh-HK"/>
              </w:rPr>
              <w:t xml:space="preserve">Maintenance </w:t>
            </w:r>
            <w:r>
              <w:rPr>
                <w:rFonts w:hint="eastAsia"/>
                <w:lang w:eastAsia="zh-HK"/>
              </w:rPr>
              <w:t>Kit</w:t>
            </w:r>
          </w:p>
        </w:tc>
      </w:tr>
      <w:tr w:rsidR="004C63D2" w14:paraId="7847C5DA" w14:textId="77777777" w:rsidTr="00D12A74">
        <w:tc>
          <w:tcPr>
            <w:tcW w:w="4928" w:type="dxa"/>
          </w:tcPr>
          <w:p w14:paraId="4394E4E3" w14:textId="7C207DA3" w:rsidR="004C63D2" w:rsidRDefault="00FD52C8" w:rsidP="004C63D2">
            <w:pPr>
              <w:rPr>
                <w:ins w:id="0" w:author="Charmaine" w:date="2020-12-31T15:51:00Z"/>
              </w:rPr>
            </w:pPr>
            <w:r>
              <w:t>Perfect</w:t>
            </w:r>
            <w:r w:rsidR="00483A43">
              <w:t xml:space="preserve"> </w:t>
            </w:r>
            <w:r>
              <w:t>Dry</w:t>
            </w:r>
            <w:r w:rsidR="00483A43">
              <w:t xml:space="preserve"> LUX</w:t>
            </w:r>
            <w:r w:rsidRPr="00FD52C8">
              <w:rPr>
                <w:rFonts w:hint="eastAsia"/>
              </w:rPr>
              <w:t>電子防潮盒</w:t>
            </w:r>
          </w:p>
          <w:p w14:paraId="4B4DBFC5" w14:textId="77777777" w:rsidR="00D12A74" w:rsidRDefault="00D12A74" w:rsidP="004C63D2">
            <w:pPr>
              <w:rPr>
                <w:rFonts w:hint="eastAsia"/>
              </w:rPr>
            </w:pPr>
            <w:bookmarkStart w:id="1" w:name="_GoBack"/>
            <w:bookmarkEnd w:id="1"/>
          </w:p>
          <w:p w14:paraId="03A80A42" w14:textId="77777777" w:rsidR="00483A43" w:rsidRDefault="00483A43" w:rsidP="00483A43">
            <w:pPr>
              <w:rPr>
                <w:rFonts w:hint="eastAsia"/>
              </w:rPr>
            </w:pPr>
            <w:r>
              <w:rPr>
                <w:rFonts w:hint="eastAsia"/>
              </w:rPr>
              <w:t>電子防潮盒配備</w:t>
            </w:r>
            <w:r>
              <w:rPr>
                <w:rFonts w:hint="eastAsia"/>
              </w:rPr>
              <w:t>360</w:t>
            </w:r>
            <w:r>
              <w:rPr>
                <w:rFonts w:hint="eastAsia"/>
              </w:rPr>
              <w:t>度</w:t>
            </w:r>
            <w:r>
              <w:rPr>
                <w:rFonts w:hint="eastAsia"/>
              </w:rPr>
              <w:t>UV-C</w:t>
            </w:r>
            <w:r>
              <w:rPr>
                <w:rFonts w:hint="eastAsia"/>
              </w:rPr>
              <w:t>紫外光燈，有效消除在助聽器空隙裏躲藏的細菌病毒；研究指出，用</w:t>
            </w:r>
            <w:r>
              <w:rPr>
                <w:rFonts w:hint="eastAsia"/>
              </w:rPr>
              <w:t>UV-C</w:t>
            </w:r>
            <w:r>
              <w:rPr>
                <w:rFonts w:hint="eastAsia"/>
              </w:rPr>
              <w:t>紫外光照射十分鐘，就可以殺滅</w:t>
            </w:r>
            <w:r>
              <w:rPr>
                <w:rFonts w:hint="eastAsia"/>
              </w:rPr>
              <w:t>99.9%</w:t>
            </w:r>
            <w:r>
              <w:rPr>
                <w:rFonts w:hint="eastAsia"/>
              </w:rPr>
              <w:t>細菌和冠狀病毒。亦可選擇</w:t>
            </w:r>
            <w:r>
              <w:rPr>
                <w:rFonts w:hint="eastAsia"/>
              </w:rPr>
              <w:t>30</w:t>
            </w:r>
            <w:r>
              <w:rPr>
                <w:rFonts w:hint="eastAsia"/>
              </w:rPr>
              <w:t>分鐘</w:t>
            </w:r>
            <w:r>
              <w:rPr>
                <w:rFonts w:hint="eastAsia"/>
              </w:rPr>
              <w:t>/60</w:t>
            </w:r>
            <w:r>
              <w:rPr>
                <w:rFonts w:hint="eastAsia"/>
              </w:rPr>
              <w:t>分鐘乾燥模式</w:t>
            </w:r>
          </w:p>
          <w:p w14:paraId="609E3674" w14:textId="77777777" w:rsidR="00483A43" w:rsidRDefault="00483A43" w:rsidP="00483A43"/>
          <w:p w14:paraId="1AF55EE7" w14:textId="77777777" w:rsidR="004C63D2" w:rsidRDefault="00483A43" w:rsidP="00483A43">
            <w:r>
              <w:rPr>
                <w:rFonts w:hint="eastAsia"/>
              </w:rPr>
              <w:t>警告：將助聽器放入電子防潮盒之前必須要取出電池</w:t>
            </w:r>
          </w:p>
          <w:p w14:paraId="06978797" w14:textId="401CAE63" w:rsidR="00A17F75" w:rsidRDefault="00A17F75" w:rsidP="00483A43">
            <w:pPr>
              <w:rPr>
                <w:rFonts w:hint="eastAsia"/>
              </w:rPr>
            </w:pPr>
            <w:r>
              <w:rPr>
                <w:noProof/>
              </w:rPr>
              <w:drawing>
                <wp:inline distT="0" distB="0" distL="0" distR="0" wp14:anchorId="275AD3AC" wp14:editId="10D333FD">
                  <wp:extent cx="1767328" cy="190564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421" t="29394" r="36983" b="19622"/>
                          <a:stretch/>
                        </pic:blipFill>
                        <pic:spPr bwMode="auto">
                          <a:xfrm>
                            <a:off x="0" y="0"/>
                            <a:ext cx="1767574" cy="1905906"/>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6905C153" w14:textId="77777777" w:rsidR="004C63D2" w:rsidRDefault="00FD52C8" w:rsidP="00483A43">
            <w:pPr>
              <w:rPr>
                <w:lang w:eastAsia="zh-HK"/>
              </w:rPr>
            </w:pPr>
            <w:r>
              <w:rPr>
                <w:rFonts w:hint="eastAsia"/>
                <w:lang w:eastAsia="zh-HK"/>
              </w:rPr>
              <w:t>Perfect</w:t>
            </w:r>
            <w:r w:rsidR="00483A43">
              <w:rPr>
                <w:lang w:eastAsia="zh-HK"/>
              </w:rPr>
              <w:t xml:space="preserve"> </w:t>
            </w:r>
            <w:r>
              <w:rPr>
                <w:rFonts w:hint="eastAsia"/>
                <w:lang w:eastAsia="zh-HK"/>
              </w:rPr>
              <w:t>Dry</w:t>
            </w:r>
            <w:r w:rsidR="00483A43">
              <w:rPr>
                <w:lang w:eastAsia="zh-HK"/>
              </w:rPr>
              <w:t xml:space="preserve"> LUX</w:t>
            </w:r>
            <w:r>
              <w:rPr>
                <w:rFonts w:hint="eastAsia"/>
                <w:lang w:eastAsia="zh-HK"/>
              </w:rPr>
              <w:t xml:space="preserve"> </w:t>
            </w:r>
            <w:r w:rsidR="00483A43">
              <w:rPr>
                <w:lang w:eastAsia="zh-HK"/>
              </w:rPr>
              <w:t>D</w:t>
            </w:r>
            <w:r>
              <w:rPr>
                <w:rFonts w:hint="eastAsia"/>
                <w:lang w:eastAsia="zh-HK"/>
              </w:rPr>
              <w:t>ehumifier</w:t>
            </w:r>
          </w:p>
          <w:p w14:paraId="1CD672C2" w14:textId="77777777" w:rsidR="00483A43" w:rsidRDefault="00483A43" w:rsidP="00483A43">
            <w:pPr>
              <w:rPr>
                <w:lang w:eastAsia="zh-HK"/>
              </w:rPr>
            </w:pPr>
          </w:p>
          <w:p w14:paraId="0C8B032D" w14:textId="1CF98948" w:rsidR="00483A43" w:rsidRDefault="00483A43" w:rsidP="00483A43">
            <w:pPr>
              <w:rPr>
                <w:lang w:eastAsia="zh-HK"/>
              </w:rPr>
            </w:pPr>
            <w:r>
              <w:rPr>
                <w:lang w:eastAsia="zh-HK"/>
              </w:rPr>
              <w:t>Electronic dehumidifier designed to remove moistur</w:t>
            </w:r>
            <w:r>
              <w:rPr>
                <w:lang w:eastAsia="zh-HK"/>
              </w:rPr>
              <w:t>e from all type of hearing aids</w:t>
            </w:r>
            <w:r>
              <w:rPr>
                <w:rFonts w:hint="eastAsia"/>
                <w:lang w:eastAsia="zh-HK"/>
              </w:rPr>
              <w:t xml:space="preserve">. </w:t>
            </w:r>
            <w:r>
              <w:rPr>
                <w:lang w:eastAsia="zh-HK"/>
              </w:rPr>
              <w:t>Research has shown that using</w:t>
            </w:r>
            <w:r>
              <w:rPr>
                <w:rFonts w:hint="eastAsia"/>
                <w:lang w:eastAsia="zh-HK"/>
              </w:rPr>
              <w:t xml:space="preserve"> </w:t>
            </w:r>
            <w:r>
              <w:rPr>
                <w:lang w:eastAsia="zh-HK"/>
              </w:rPr>
              <w:t>360° UV-C lamp</w:t>
            </w:r>
            <w:r>
              <w:rPr>
                <w:lang w:eastAsia="zh-HK"/>
              </w:rPr>
              <w:t xml:space="preserve"> for 10 minutes, can destroy</w:t>
            </w:r>
            <w:r>
              <w:rPr>
                <w:lang w:eastAsia="zh-HK"/>
              </w:rPr>
              <w:t xml:space="preserve"> 99% of microorganisms</w:t>
            </w:r>
            <w:r>
              <w:rPr>
                <w:lang w:eastAsia="zh-HK"/>
              </w:rPr>
              <w:t xml:space="preserve"> and coronavirus. Mode option: 30 minutes/60 minutes</w:t>
            </w:r>
          </w:p>
          <w:p w14:paraId="4C058740" w14:textId="77777777" w:rsidR="00483A43" w:rsidRDefault="00483A43" w:rsidP="00483A43">
            <w:pPr>
              <w:rPr>
                <w:lang w:eastAsia="zh-HK"/>
              </w:rPr>
            </w:pPr>
          </w:p>
          <w:p w14:paraId="7E395390" w14:textId="0FF38122" w:rsidR="00483A43" w:rsidRDefault="00483A43" w:rsidP="00483A43">
            <w:pPr>
              <w:rPr>
                <w:lang w:eastAsia="zh-HK"/>
              </w:rPr>
            </w:pPr>
            <w:r>
              <w:rPr>
                <w:rFonts w:hint="eastAsia"/>
                <w:lang w:eastAsia="zh-HK"/>
              </w:rPr>
              <w:t xml:space="preserve">Caution: </w:t>
            </w:r>
            <w:r w:rsidRPr="00483A43">
              <w:rPr>
                <w:lang w:eastAsia="zh-HK"/>
              </w:rPr>
              <w:t>remove the batteries</w:t>
            </w:r>
            <w:r>
              <w:rPr>
                <w:lang w:eastAsia="zh-HK"/>
              </w:rPr>
              <w:t xml:space="preserve"> from hearing aid during use</w:t>
            </w:r>
          </w:p>
        </w:tc>
      </w:tr>
      <w:tr w:rsidR="00B5161D" w14:paraId="08DC9F49" w14:textId="77777777" w:rsidTr="00D12A74">
        <w:tc>
          <w:tcPr>
            <w:tcW w:w="4928" w:type="dxa"/>
          </w:tcPr>
          <w:p w14:paraId="1BF0193E" w14:textId="77777777" w:rsidR="00B5161D" w:rsidRDefault="00B5161D" w:rsidP="00B5161D">
            <w:r w:rsidRPr="00483A43">
              <w:rPr>
                <w:rFonts w:hint="eastAsia"/>
              </w:rPr>
              <w:t>漢莎通</w:t>
            </w:r>
            <w:r>
              <w:rPr>
                <w:rFonts w:hint="eastAsia"/>
              </w:rPr>
              <w:t>充電座</w:t>
            </w:r>
          </w:p>
          <w:p w14:paraId="65053191" w14:textId="77777777" w:rsidR="00B5161D" w:rsidRDefault="00B5161D" w:rsidP="00B5161D">
            <w:pPr>
              <w:rPr>
                <w:rFonts w:hint="eastAsia"/>
              </w:rPr>
            </w:pPr>
            <w:r>
              <w:rPr>
                <w:rFonts w:hint="eastAsia"/>
              </w:rPr>
              <w:t>-</w:t>
            </w:r>
            <w:r>
              <w:rPr>
                <w:rFonts w:hint="eastAsia"/>
              </w:rPr>
              <w:t>充電時間最長</w:t>
            </w:r>
            <w:r>
              <w:rPr>
                <w:rFonts w:hint="eastAsia"/>
              </w:rPr>
              <w:t>3</w:t>
            </w:r>
            <w:r>
              <w:rPr>
                <w:rFonts w:hint="eastAsia"/>
              </w:rPr>
              <w:t>小時，</w:t>
            </w:r>
            <w:r>
              <w:rPr>
                <w:rFonts w:hint="eastAsia"/>
              </w:rPr>
              <w:t>1.5</w:t>
            </w:r>
            <w:r>
              <w:rPr>
                <w:rFonts w:hint="eastAsia"/>
              </w:rPr>
              <w:t>小時充電可達</w:t>
            </w:r>
            <w:r>
              <w:rPr>
                <w:rFonts w:hint="eastAsia"/>
              </w:rPr>
              <w:t>80%</w:t>
            </w:r>
            <w:r>
              <w:rPr>
                <w:rFonts w:hint="eastAsia"/>
              </w:rPr>
              <w:t>電力</w:t>
            </w:r>
          </w:p>
          <w:p w14:paraId="53103B43" w14:textId="77777777" w:rsidR="00B5161D" w:rsidRDefault="00B5161D" w:rsidP="00B5161D">
            <w:r>
              <w:rPr>
                <w:rFonts w:hint="eastAsia"/>
              </w:rPr>
              <w:t>-</w:t>
            </w:r>
            <w:r>
              <w:rPr>
                <w:rFonts w:hint="eastAsia"/>
              </w:rPr>
              <w:t>兼容</w:t>
            </w:r>
            <w:r>
              <w:rPr>
                <w:rFonts w:hint="eastAsia"/>
              </w:rPr>
              <w:t>AQ Sound XC</w:t>
            </w:r>
            <w:r>
              <w:rPr>
                <w:rFonts w:hint="eastAsia"/>
              </w:rPr>
              <w:t>及</w:t>
            </w:r>
            <w:r>
              <w:rPr>
                <w:rFonts w:hint="eastAsia"/>
              </w:rPr>
              <w:t>AQ XC Jam</w:t>
            </w:r>
            <w:r w:rsidDel="00483A43">
              <w:t xml:space="preserve"> </w:t>
            </w:r>
          </w:p>
          <w:p w14:paraId="4149F6A9" w14:textId="133639AB" w:rsidR="00B5161D" w:rsidDel="00FD52C8" w:rsidRDefault="00C6467A" w:rsidP="004C63D2">
            <w:r>
              <w:rPr>
                <w:noProof/>
              </w:rPr>
              <w:drawing>
                <wp:inline distT="0" distB="0" distL="0" distR="0" wp14:anchorId="1F43E71A" wp14:editId="05458FA0">
                  <wp:extent cx="1644383" cy="171354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039" t="37616" r="37214" b="16539"/>
                          <a:stretch/>
                        </pic:blipFill>
                        <pic:spPr bwMode="auto">
                          <a:xfrm>
                            <a:off x="0" y="0"/>
                            <a:ext cx="1644628" cy="1713795"/>
                          </a:xfrm>
                          <a:prstGeom prst="rect">
                            <a:avLst/>
                          </a:prstGeom>
                          <a:ln>
                            <a:noFill/>
                          </a:ln>
                          <a:extLst>
                            <a:ext uri="{53640926-AAD7-44D8-BBD7-CCE9431645EC}">
                              <a14:shadowObscured xmlns:a14="http://schemas.microsoft.com/office/drawing/2010/main"/>
                            </a:ext>
                          </a:extLst>
                        </pic:spPr>
                      </pic:pic>
                    </a:graphicData>
                  </a:graphic>
                </wp:inline>
              </w:drawing>
            </w:r>
          </w:p>
        </w:tc>
        <w:tc>
          <w:tcPr>
            <w:tcW w:w="5953" w:type="dxa"/>
          </w:tcPr>
          <w:p w14:paraId="6A7EF560" w14:textId="77777777" w:rsidR="00B5161D" w:rsidRDefault="00B5161D" w:rsidP="00B5161D">
            <w:r>
              <w:rPr>
                <w:lang w:eastAsia="zh-HK"/>
              </w:rPr>
              <w:t xml:space="preserve">HANSATON </w:t>
            </w:r>
            <w:r>
              <w:rPr>
                <w:rFonts w:hint="eastAsia"/>
                <w:lang w:eastAsia="zh-HK"/>
              </w:rPr>
              <w:t>Charger</w:t>
            </w:r>
            <w:r>
              <w:t xml:space="preserve"> </w:t>
            </w:r>
          </w:p>
          <w:p w14:paraId="268F3899" w14:textId="76A3FAF1" w:rsidR="00B5161D" w:rsidRDefault="00B5161D" w:rsidP="00B5161D">
            <w:r>
              <w:t>- Maximum charging time of 3 hours; can char</w:t>
            </w:r>
            <w:r w:rsidR="00B5451D">
              <w:t>ge to 80% capacity in 1.5 hours</w:t>
            </w:r>
            <w:r>
              <w:t xml:space="preserve"> </w:t>
            </w:r>
          </w:p>
          <w:p w14:paraId="4D88817E" w14:textId="5F7B0532" w:rsidR="00B5161D" w:rsidRDefault="00B5161D" w:rsidP="00B5161D">
            <w:pPr>
              <w:rPr>
                <w:rFonts w:hint="eastAsia"/>
                <w:lang w:eastAsia="zh-HK"/>
              </w:rPr>
            </w:pPr>
            <w:r>
              <w:t>- Compatible with AQ Sound XC and AQ XC Jam</w:t>
            </w:r>
          </w:p>
        </w:tc>
      </w:tr>
    </w:tbl>
    <w:p w14:paraId="05BF2939" w14:textId="5D379B34" w:rsidR="00A17F75" w:rsidRDefault="00A17F75">
      <w:pPr>
        <w:rPr>
          <w:lang w:val="en-GB"/>
        </w:rPr>
      </w:pPr>
      <w:r>
        <w:rPr>
          <w:lang w:val="en-GB"/>
        </w:rPr>
        <w:t>ok</w:t>
      </w:r>
    </w:p>
    <w:p w14:paraId="5DD703F4" w14:textId="119D1879" w:rsidR="00FD52C8" w:rsidRDefault="00FD52C8">
      <w:pPr>
        <w:rPr>
          <w:lang w:eastAsia="zh-HK"/>
        </w:rPr>
      </w:pPr>
      <w:r>
        <w:rPr>
          <w:rFonts w:hint="eastAsia"/>
          <w:lang w:eastAsia="zh-HK"/>
        </w:rPr>
        <w:t>Charmaine (KAM)</w:t>
      </w:r>
    </w:p>
    <w:p w14:paraId="1CBFA213" w14:textId="019D0D28" w:rsidR="003E36F9" w:rsidRDefault="003E36F9">
      <w:pPr>
        <w:rPr>
          <w:lang w:eastAsia="zh-HK"/>
        </w:rPr>
      </w:pPr>
      <w:r>
        <w:rPr>
          <w:lang w:eastAsia="zh-HK"/>
        </w:rPr>
        <w:t>Cherry</w:t>
      </w:r>
      <w:r w:rsidR="00F1441E">
        <w:rPr>
          <w:lang w:eastAsia="zh-HK"/>
        </w:rPr>
        <w:t xml:space="preserve"> </w:t>
      </w:r>
    </w:p>
    <w:p w14:paraId="010E5FC6" w14:textId="13FCE91A" w:rsidR="001A2697" w:rsidRDefault="001A2697">
      <w:pPr>
        <w:rPr>
          <w:lang w:eastAsia="zh-HK"/>
        </w:rPr>
      </w:pPr>
      <w:r>
        <w:rPr>
          <w:rFonts w:hint="eastAsia"/>
          <w:lang w:eastAsia="zh-HK"/>
        </w:rPr>
        <w:t>E</w:t>
      </w:r>
      <w:r>
        <w:rPr>
          <w:lang w:eastAsia="zh-HK"/>
        </w:rPr>
        <w:t>ugena</w:t>
      </w:r>
    </w:p>
    <w:p w14:paraId="430B2238" w14:textId="1D2C9CFB" w:rsidR="00785EC8" w:rsidRDefault="00785EC8">
      <w:pPr>
        <w:rPr>
          <w:lang w:eastAsia="zh-HK"/>
        </w:rPr>
      </w:pPr>
      <w:r>
        <w:rPr>
          <w:lang w:eastAsia="zh-HK"/>
        </w:rPr>
        <w:t>Vincent</w:t>
      </w:r>
    </w:p>
    <w:p w14:paraId="7EB98518" w14:textId="503C7E6D" w:rsidR="00FD52C8" w:rsidRDefault="00CF33DB">
      <w:pPr>
        <w:rPr>
          <w:lang w:eastAsia="zh-HK"/>
        </w:rPr>
      </w:pPr>
      <w:r>
        <w:rPr>
          <w:rFonts w:hint="eastAsia"/>
          <w:lang w:eastAsia="zh-HK"/>
        </w:rPr>
        <w:t>Alanna</w:t>
      </w:r>
    </w:p>
    <w:sectPr w:rsidR="00FD52C8" w:rsidSect="004C63D2">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C6316A" w14:textId="77777777" w:rsidR="003E36F9" w:rsidRDefault="003E36F9" w:rsidP="009A14CF">
      <w:r>
        <w:separator/>
      </w:r>
    </w:p>
  </w:endnote>
  <w:endnote w:type="continuationSeparator" w:id="0">
    <w:p w14:paraId="2C0E9D1D" w14:textId="77777777" w:rsidR="003E36F9" w:rsidRDefault="003E36F9" w:rsidP="009A1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D970C" w14:textId="77777777" w:rsidR="003E36F9" w:rsidRDefault="003E36F9" w:rsidP="009A14CF">
      <w:r>
        <w:separator/>
      </w:r>
    </w:p>
  </w:footnote>
  <w:footnote w:type="continuationSeparator" w:id="0">
    <w:p w14:paraId="6A871400" w14:textId="77777777" w:rsidR="003E36F9" w:rsidRDefault="003E36F9" w:rsidP="009A14CF">
      <w:r>
        <w:continuationSeparator/>
      </w:r>
    </w:p>
  </w:footnote>
</w:footnotes>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armaine">
    <w15:presenceInfo w15:providerId="AD" w15:userId="S-1-5-21-2848338338-947813666-2261562100-26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bordersDoNotSurroundHeader/>
  <w:bordersDoNotSurroundFooter/>
  <w:trackRevisions/>
  <w:defaultTabStop w:val="480"/>
  <w:drawingGridHorizontalSpacing w:val="120"/>
  <w:displayHorizontalDrawingGridEvery w:val="0"/>
  <w:displayVerticalDrawingGridEvery w:val="2"/>
  <w:characterSpacingControl w:val="compressPunctuation"/>
  <w:hdrShapeDefaults>
    <o:shapedefaults v:ext="edit" spidmax="2252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4C63D2"/>
    <w:rsid w:val="00174721"/>
    <w:rsid w:val="001926D9"/>
    <w:rsid w:val="001A2697"/>
    <w:rsid w:val="001E55CB"/>
    <w:rsid w:val="0027045C"/>
    <w:rsid w:val="002E78D6"/>
    <w:rsid w:val="00333826"/>
    <w:rsid w:val="003B14DE"/>
    <w:rsid w:val="003E36F9"/>
    <w:rsid w:val="00483A43"/>
    <w:rsid w:val="004C63D2"/>
    <w:rsid w:val="004C797D"/>
    <w:rsid w:val="005061C5"/>
    <w:rsid w:val="00740E5F"/>
    <w:rsid w:val="00785EC8"/>
    <w:rsid w:val="007D1438"/>
    <w:rsid w:val="007E247E"/>
    <w:rsid w:val="008F0820"/>
    <w:rsid w:val="009317BC"/>
    <w:rsid w:val="00960AEB"/>
    <w:rsid w:val="009A14CF"/>
    <w:rsid w:val="009C4CEF"/>
    <w:rsid w:val="00A17F75"/>
    <w:rsid w:val="00AE79FA"/>
    <w:rsid w:val="00B5161D"/>
    <w:rsid w:val="00B5451D"/>
    <w:rsid w:val="00C6467A"/>
    <w:rsid w:val="00CB4A44"/>
    <w:rsid w:val="00CC1C8E"/>
    <w:rsid w:val="00CE6993"/>
    <w:rsid w:val="00CF33DB"/>
    <w:rsid w:val="00D12A74"/>
    <w:rsid w:val="00DB7982"/>
    <w:rsid w:val="00DC6E91"/>
    <w:rsid w:val="00E57FF9"/>
    <w:rsid w:val="00F1441E"/>
    <w:rsid w:val="00F22299"/>
    <w:rsid w:val="00FD52C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75573F34"/>
  <w15:docId w15:val="{141F4CB6-2A1E-4DC6-ACEC-0D8D37003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2299"/>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C63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9A14CF"/>
    <w:pPr>
      <w:tabs>
        <w:tab w:val="center" w:pos="4153"/>
        <w:tab w:val="right" w:pos="8306"/>
      </w:tabs>
      <w:snapToGrid w:val="0"/>
    </w:pPr>
    <w:rPr>
      <w:sz w:val="20"/>
      <w:szCs w:val="20"/>
    </w:rPr>
  </w:style>
  <w:style w:type="character" w:customStyle="1" w:styleId="a5">
    <w:name w:val="頁首 字元"/>
    <w:basedOn w:val="a0"/>
    <w:link w:val="a4"/>
    <w:uiPriority w:val="99"/>
    <w:rsid w:val="009A14CF"/>
    <w:rPr>
      <w:sz w:val="20"/>
      <w:szCs w:val="20"/>
    </w:rPr>
  </w:style>
  <w:style w:type="paragraph" w:styleId="a6">
    <w:name w:val="footer"/>
    <w:basedOn w:val="a"/>
    <w:link w:val="a7"/>
    <w:uiPriority w:val="99"/>
    <w:unhideWhenUsed/>
    <w:rsid w:val="009A14CF"/>
    <w:pPr>
      <w:tabs>
        <w:tab w:val="center" w:pos="4153"/>
        <w:tab w:val="right" w:pos="8306"/>
      </w:tabs>
      <w:snapToGrid w:val="0"/>
    </w:pPr>
    <w:rPr>
      <w:sz w:val="20"/>
      <w:szCs w:val="20"/>
    </w:rPr>
  </w:style>
  <w:style w:type="character" w:customStyle="1" w:styleId="a7">
    <w:name w:val="頁尾 字元"/>
    <w:basedOn w:val="a0"/>
    <w:link w:val="a6"/>
    <w:uiPriority w:val="99"/>
    <w:rsid w:val="009A14CF"/>
    <w:rPr>
      <w:sz w:val="20"/>
      <w:szCs w:val="20"/>
    </w:rPr>
  </w:style>
  <w:style w:type="paragraph" w:styleId="a8">
    <w:name w:val="Balloon Text"/>
    <w:basedOn w:val="a"/>
    <w:link w:val="a9"/>
    <w:uiPriority w:val="99"/>
    <w:semiHidden/>
    <w:unhideWhenUsed/>
    <w:rsid w:val="009A14CF"/>
    <w:rPr>
      <w:rFonts w:asciiTheme="majorHAnsi" w:eastAsiaTheme="majorEastAsia" w:hAnsiTheme="majorHAnsi" w:cstheme="majorBidi"/>
      <w:sz w:val="18"/>
      <w:szCs w:val="18"/>
    </w:rPr>
  </w:style>
  <w:style w:type="character" w:customStyle="1" w:styleId="a9">
    <w:name w:val="註解方塊文字 字元"/>
    <w:basedOn w:val="a0"/>
    <w:link w:val="a8"/>
    <w:uiPriority w:val="99"/>
    <w:semiHidden/>
    <w:rsid w:val="009A14CF"/>
    <w:rPr>
      <w:rFonts w:asciiTheme="majorHAnsi" w:eastAsiaTheme="majorEastAsia" w:hAnsiTheme="majorHAnsi" w:cstheme="majorBidi"/>
      <w:sz w:val="18"/>
      <w:szCs w:val="18"/>
    </w:rPr>
  </w:style>
  <w:style w:type="character" w:styleId="aa">
    <w:name w:val="annotation reference"/>
    <w:basedOn w:val="a0"/>
    <w:uiPriority w:val="99"/>
    <w:semiHidden/>
    <w:unhideWhenUsed/>
    <w:rsid w:val="005061C5"/>
    <w:rPr>
      <w:sz w:val="18"/>
      <w:szCs w:val="18"/>
    </w:rPr>
  </w:style>
  <w:style w:type="paragraph" w:styleId="ab">
    <w:name w:val="annotation text"/>
    <w:basedOn w:val="a"/>
    <w:link w:val="ac"/>
    <w:uiPriority w:val="99"/>
    <w:semiHidden/>
    <w:unhideWhenUsed/>
    <w:rsid w:val="005061C5"/>
  </w:style>
  <w:style w:type="character" w:customStyle="1" w:styleId="ac">
    <w:name w:val="註解文字 字元"/>
    <w:basedOn w:val="a0"/>
    <w:link w:val="ab"/>
    <w:uiPriority w:val="99"/>
    <w:semiHidden/>
    <w:rsid w:val="005061C5"/>
  </w:style>
  <w:style w:type="paragraph" w:styleId="ad">
    <w:name w:val="annotation subject"/>
    <w:basedOn w:val="ab"/>
    <w:next w:val="ab"/>
    <w:link w:val="ae"/>
    <w:uiPriority w:val="99"/>
    <w:semiHidden/>
    <w:unhideWhenUsed/>
    <w:rsid w:val="005061C5"/>
    <w:rPr>
      <w:b/>
      <w:bCs/>
    </w:rPr>
  </w:style>
  <w:style w:type="character" w:customStyle="1" w:styleId="ae">
    <w:name w:val="註解主旨 字元"/>
    <w:basedOn w:val="ac"/>
    <w:link w:val="ad"/>
    <w:uiPriority w:val="99"/>
    <w:semiHidden/>
    <w:rsid w:val="005061C5"/>
    <w:rPr>
      <w:b/>
      <w:bCs/>
    </w:rPr>
  </w:style>
  <w:style w:type="paragraph" w:styleId="af">
    <w:name w:val="Revision"/>
    <w:hidden/>
    <w:uiPriority w:val="99"/>
    <w:semiHidden/>
    <w:rsid w:val="00CB4A44"/>
  </w:style>
  <w:style w:type="character" w:styleId="af0">
    <w:name w:val="Hyperlink"/>
    <w:basedOn w:val="a0"/>
    <w:uiPriority w:val="99"/>
    <w:unhideWhenUsed/>
    <w:rsid w:val="00D12A7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3997551">
      <w:bodyDiv w:val="1"/>
      <w:marLeft w:val="0"/>
      <w:marRight w:val="0"/>
      <w:marTop w:val="0"/>
      <w:marBottom w:val="0"/>
      <w:divBdr>
        <w:top w:val="none" w:sz="0" w:space="0" w:color="auto"/>
        <w:left w:val="none" w:sz="0" w:space="0" w:color="auto"/>
        <w:bottom w:val="none" w:sz="0" w:space="0" w:color="auto"/>
        <w:right w:val="none" w:sz="0" w:space="0" w:color="auto"/>
      </w:divBdr>
    </w:div>
    <w:div w:id="1876775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drive.google.com/drive/folders/13gDi5F8hrrsHD5sjd29isBzxSnojCOtB?usp=sharing"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4A5F6-4B58-47DC-92FC-B2A33687B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524</TotalTime>
  <Pages>4</Pages>
  <Words>530</Words>
  <Characters>3026</Characters>
  <Application>Microsoft Office Word</Application>
  <DocSecurity>0</DocSecurity>
  <Lines>25</Lines>
  <Paragraphs>7</Paragraphs>
  <ScaleCrop>false</ScaleCrop>
  <Company/>
  <LinksUpToDate>false</LinksUpToDate>
  <CharactersWithSpaces>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Charmaine</dc:creator>
  <cp:keywords/>
  <dc:description/>
  <cp:lastModifiedBy>Charmaine</cp:lastModifiedBy>
  <cp:revision>25</cp:revision>
  <dcterms:created xsi:type="dcterms:W3CDTF">2020-12-22T10:20:00Z</dcterms:created>
  <dcterms:modified xsi:type="dcterms:W3CDTF">2020-12-31T07:51:00Z</dcterms:modified>
</cp:coreProperties>
</file>